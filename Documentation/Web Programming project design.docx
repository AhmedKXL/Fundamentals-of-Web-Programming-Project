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0E0660" w14:textId="76F42122" w:rsidR="040E0D3E" w:rsidRDefault="00E621FA" w:rsidP="040E0D3E">
      <w:pPr>
        <w:jc w:val="center"/>
      </w:pPr>
      <w:ins w:id="0" w:author="أحمد جواد بن ابراهيم الحسن" w:date="2025-09-13T19:57:00Z" w16du:dateUtc="2025-09-13T16:57:00Z">
        <w:r w:rsidRPr="00E621FA">
          <w:rPr>
            <w:noProof/>
          </w:rPr>
          <w:drawing>
            <wp:anchor distT="0" distB="0" distL="114300" distR="114300" simplePos="0" relativeHeight="251658241" behindDoc="1" locked="0" layoutInCell="1" allowOverlap="1" wp14:anchorId="661226A0" wp14:editId="1A865E35">
              <wp:simplePos x="0" y="0"/>
              <wp:positionH relativeFrom="column">
                <wp:align>left</wp:align>
              </wp:positionH>
              <wp:positionV relativeFrom="page">
                <wp:posOffset>640080</wp:posOffset>
              </wp:positionV>
              <wp:extent cx="1243584" cy="1152144"/>
              <wp:effectExtent l="0" t="0" r="0" b="0"/>
              <wp:wrapNone/>
              <wp:docPr id="1715562092" name="Picture 2">
                <a:extLst xmlns:a="http://schemas.openxmlformats.org/drawingml/2006/main">
                  <a:ext uri="{FF2B5EF4-FFF2-40B4-BE49-F238E27FC236}">
                    <a16:creationId xmlns:a16="http://schemas.microsoft.com/office/drawing/2014/main" id="{DFC431F8-0087-470A-9E83-6F6829165268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43584" cy="115214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r w:rsidR="00781C6A">
        <w:rPr>
          <w:noProof/>
        </w:rPr>
        <w:drawing>
          <wp:anchor distT="0" distB="0" distL="114300" distR="114300" simplePos="0" relativeHeight="251658240" behindDoc="1" locked="0" layoutInCell="1" allowOverlap="1" wp14:anchorId="7A808855" wp14:editId="22818569">
            <wp:simplePos x="0" y="0"/>
            <wp:positionH relativeFrom="column">
              <wp:posOffset>4668147</wp:posOffset>
            </wp:positionH>
            <wp:positionV relativeFrom="page">
              <wp:posOffset>637309</wp:posOffset>
            </wp:positionV>
            <wp:extent cx="2184887" cy="1233055"/>
            <wp:effectExtent l="0" t="0" r="6350" b="5715"/>
            <wp:wrapNone/>
            <wp:docPr id="1296704270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EE4536D9-B2EC-40F0-964E-4E3DC2A3B5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04270" name="drawi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479" cy="1239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40E0D3E">
        <w:br/>
      </w:r>
    </w:p>
    <w:p w14:paraId="580FAA6D" w14:textId="3839046E" w:rsidR="040E0D3E" w:rsidRDefault="040E0D3E" w:rsidP="040E0D3E">
      <w:pPr>
        <w:jc w:val="center"/>
      </w:pPr>
      <w:r>
        <w:br/>
      </w:r>
    </w:p>
    <w:p w14:paraId="69069697" w14:textId="3A5FB0AE" w:rsidR="040E0D3E" w:rsidRDefault="040E0D3E" w:rsidP="040E0D3E">
      <w:pPr>
        <w:jc w:val="center"/>
      </w:pPr>
    </w:p>
    <w:p w14:paraId="7E2F1DCF" w14:textId="695C2A00" w:rsidR="040E0D3E" w:rsidRDefault="040E0D3E" w:rsidP="040E0D3E">
      <w:pPr>
        <w:jc w:val="center"/>
      </w:pPr>
    </w:p>
    <w:p w14:paraId="6D3EC395" w14:textId="2BB887FE" w:rsidR="06FBAF7C" w:rsidRDefault="06FBAF7C" w:rsidP="7F1D3C35">
      <w:pPr>
        <w:jc w:val="center"/>
      </w:pPr>
    </w:p>
    <w:p w14:paraId="46330614" w14:textId="683F511C" w:rsidR="06FBAF7C" w:rsidRDefault="06FBAF7C" w:rsidP="06FBAF7C">
      <w:pPr>
        <w:jc w:val="center"/>
      </w:pPr>
    </w:p>
    <w:p w14:paraId="054C4AC2" w14:textId="47811613" w:rsidR="040E0D3E" w:rsidRDefault="040E0D3E" w:rsidP="194FBD27">
      <w:pPr>
        <w:jc w:val="center"/>
      </w:pPr>
    </w:p>
    <w:p w14:paraId="70B56C59" w14:textId="464F1A83" w:rsidR="784B69A6" w:rsidRDefault="00F66BF8" w:rsidP="194FBD27">
      <w:pPr>
        <w:jc w:val="center"/>
        <w:rPr>
          <w:rFonts w:asciiTheme="majorHAnsi" w:eastAsiaTheme="majorEastAsia" w:hAnsiTheme="majorHAnsi" w:cstheme="majorBidi"/>
        </w:rPr>
      </w:pPr>
      <w:r w:rsidRPr="194FBD27">
        <w:rPr>
          <w:rFonts w:ascii="Aptos Display" w:eastAsia="Aptos Display" w:hAnsi="Aptos Display" w:cs="Aptos Display"/>
          <w:sz w:val="56"/>
          <w:szCs w:val="56"/>
        </w:rPr>
        <w:t>Developing a Puzzle Game Website Featuring Financial Awareness</w:t>
      </w:r>
    </w:p>
    <w:p w14:paraId="212F44CF" w14:textId="48F9870D" w:rsidR="784B69A6" w:rsidRDefault="784B69A6" w:rsidP="194FBD27">
      <w:pPr>
        <w:jc w:val="center"/>
        <w:rPr>
          <w:rFonts w:asciiTheme="majorHAnsi" w:eastAsiaTheme="majorEastAsia" w:hAnsiTheme="majorHAnsi" w:cstheme="majorBidi"/>
        </w:rPr>
      </w:pPr>
      <w:r w:rsidRPr="194FBD27">
        <w:rPr>
          <w:rFonts w:asciiTheme="majorHAnsi" w:eastAsiaTheme="majorEastAsia" w:hAnsiTheme="majorHAnsi" w:cstheme="majorBidi"/>
        </w:rPr>
        <w:t xml:space="preserve">A project for </w:t>
      </w:r>
      <w:r w:rsidRPr="194FBD27">
        <w:rPr>
          <w:rFonts w:asciiTheme="majorHAnsi" w:eastAsiaTheme="majorEastAsia" w:hAnsiTheme="majorHAnsi" w:cstheme="majorBidi"/>
          <w:b/>
          <w:bCs/>
          <w:i/>
          <w:iCs/>
        </w:rPr>
        <w:t>Fundamentals</w:t>
      </w:r>
      <w:r w:rsidR="68FC3738" w:rsidRPr="194FBD27">
        <w:rPr>
          <w:rFonts w:asciiTheme="majorHAnsi" w:eastAsiaTheme="majorEastAsia" w:hAnsiTheme="majorHAnsi" w:cstheme="majorBidi"/>
          <w:b/>
          <w:bCs/>
          <w:i/>
          <w:iCs/>
        </w:rPr>
        <w:t xml:space="preserve"> of Web Programming</w:t>
      </w:r>
    </w:p>
    <w:p w14:paraId="3C82142E" w14:textId="11300119" w:rsidR="040E0D3E" w:rsidRDefault="00C031F6" w:rsidP="194FBD27">
      <w:pPr>
        <w:jc w:val="center"/>
        <w:rPr>
          <w:i/>
          <w:iCs/>
        </w:rPr>
      </w:pPr>
      <w:r w:rsidRPr="194FBD27">
        <w:rPr>
          <w:i/>
          <w:iCs/>
        </w:rPr>
        <w:t>1st semester-144</w:t>
      </w:r>
      <w:r w:rsidR="00C45E9B" w:rsidRPr="194FBD27">
        <w:rPr>
          <w:i/>
          <w:iCs/>
        </w:rPr>
        <w:t>7</w:t>
      </w:r>
      <w:r w:rsidRPr="194FBD27">
        <w:rPr>
          <w:i/>
          <w:iCs/>
        </w:rPr>
        <w:t>: (202</w:t>
      </w:r>
      <w:r w:rsidR="00C45E9B" w:rsidRPr="194FBD27">
        <w:rPr>
          <w:i/>
          <w:iCs/>
        </w:rPr>
        <w:t>5</w:t>
      </w:r>
      <w:r w:rsidRPr="194FBD27">
        <w:rPr>
          <w:i/>
          <w:iCs/>
        </w:rPr>
        <w:t>/202</w:t>
      </w:r>
      <w:r w:rsidR="00C45E9B" w:rsidRPr="194FBD27">
        <w:rPr>
          <w:i/>
          <w:iCs/>
        </w:rPr>
        <w:t>6</w:t>
      </w:r>
      <w:r w:rsidRPr="194FBD27">
        <w:rPr>
          <w:i/>
          <w:iCs/>
        </w:rPr>
        <w:t>)</w:t>
      </w:r>
    </w:p>
    <w:p w14:paraId="783DAD5F" w14:textId="2CF76630" w:rsidR="040E0D3E" w:rsidRDefault="040E0D3E" w:rsidP="040E0D3E">
      <w:pPr>
        <w:jc w:val="center"/>
        <w:rPr>
          <w:b/>
          <w:bCs/>
        </w:rPr>
      </w:pPr>
    </w:p>
    <w:p w14:paraId="4B40BAB1" w14:textId="2CA5DB52" w:rsidR="06FBAF7C" w:rsidRDefault="348D14E2" w:rsidP="7F1D3C35">
      <w:pPr>
        <w:jc w:val="center"/>
        <w:rPr>
          <w:b/>
          <w:bCs/>
          <w:sz w:val="40"/>
          <w:szCs w:val="40"/>
          <w:u w:val="single"/>
        </w:rPr>
      </w:pPr>
      <w:r w:rsidRPr="7F1D3C35">
        <w:rPr>
          <w:b/>
          <w:bCs/>
          <w:sz w:val="40"/>
          <w:szCs w:val="40"/>
          <w:u w:val="single"/>
        </w:rPr>
        <w:t>Design Document</w:t>
      </w:r>
    </w:p>
    <w:p w14:paraId="21B48B01" w14:textId="0D1DE327" w:rsidR="194FBD27" w:rsidRDefault="194FBD27" w:rsidP="194FBD27">
      <w:pPr>
        <w:jc w:val="center"/>
        <w:rPr>
          <w:b/>
          <w:bCs/>
        </w:rPr>
      </w:pPr>
    </w:p>
    <w:p w14:paraId="2DCF8C5D" w14:textId="1770DEC2" w:rsidR="4CE679B2" w:rsidRDefault="4CE679B2" w:rsidP="040E0D3E">
      <w:pPr>
        <w:jc w:val="center"/>
      </w:pPr>
      <w:proofErr w:type="gramStart"/>
      <w:r>
        <w:t>By:</w:t>
      </w:r>
      <w:proofErr w:type="gramEnd"/>
    </w:p>
    <w:p w14:paraId="57D3D755" w14:textId="236C6D9E" w:rsidR="4CE679B2" w:rsidRDefault="34A42284" w:rsidP="040E0D3E">
      <w:pPr>
        <w:jc w:val="center"/>
        <w:rPr>
          <w:b/>
          <w:bCs/>
        </w:rPr>
      </w:pPr>
      <w:r w:rsidRPr="76283419">
        <w:rPr>
          <w:b/>
          <w:bCs/>
        </w:rPr>
        <w:t xml:space="preserve">Ali Fadhel </w:t>
      </w:r>
      <w:proofErr w:type="gramStart"/>
      <w:r w:rsidRPr="76283419">
        <w:rPr>
          <w:b/>
          <w:bCs/>
        </w:rPr>
        <w:t>Almomen</w:t>
      </w:r>
      <w:r w:rsidR="4CE679B2">
        <w:tab/>
      </w:r>
      <w:r w:rsidR="4CE679B2">
        <w:tab/>
      </w:r>
      <w:r w:rsidR="6621CB64">
        <w:t>(</w:t>
      </w:r>
      <w:proofErr w:type="gramEnd"/>
      <w:r w:rsidR="6621CB64">
        <w:t>223028854)</w:t>
      </w:r>
    </w:p>
    <w:p w14:paraId="3908D2B4" w14:textId="70555282" w:rsidR="040E0D3E" w:rsidRDefault="11BFA7CE" w:rsidP="76283419">
      <w:pPr>
        <w:jc w:val="center"/>
        <w:rPr>
          <w:b/>
          <w:bCs/>
        </w:rPr>
      </w:pPr>
      <w:r w:rsidRPr="76283419">
        <w:rPr>
          <w:b/>
          <w:bCs/>
        </w:rPr>
        <w:t xml:space="preserve">Ahmed Jawad </w:t>
      </w:r>
      <w:proofErr w:type="gramStart"/>
      <w:r w:rsidRPr="76283419">
        <w:rPr>
          <w:b/>
          <w:bCs/>
        </w:rPr>
        <w:t>Alhassan</w:t>
      </w:r>
      <w:r w:rsidR="040E0D3E">
        <w:tab/>
      </w:r>
      <w:r w:rsidR="040E0D3E">
        <w:tab/>
      </w:r>
      <w:r w:rsidR="36EC9E5C" w:rsidRPr="76283419">
        <w:rPr>
          <w:rFonts w:eastAsiaTheme="minorEastAsia"/>
        </w:rPr>
        <w:t>(</w:t>
      </w:r>
      <w:proofErr w:type="gramEnd"/>
      <w:r w:rsidRPr="76283419">
        <w:rPr>
          <w:rFonts w:eastAsiaTheme="minorEastAsia"/>
        </w:rPr>
        <w:t>223014461</w:t>
      </w:r>
      <w:r w:rsidR="31E9888D" w:rsidRPr="76283419">
        <w:rPr>
          <w:rFonts w:eastAsiaTheme="minorEastAsia"/>
        </w:rPr>
        <w:t>)</w:t>
      </w:r>
    </w:p>
    <w:p w14:paraId="05D430CD" w14:textId="70DA5C69" w:rsidR="040E0D3E" w:rsidRDefault="1DB7277B" w:rsidP="76283419">
      <w:pPr>
        <w:jc w:val="center"/>
      </w:pPr>
      <w:r w:rsidRPr="76283419">
        <w:rPr>
          <w:rFonts w:ascii="Aptos" w:eastAsia="Aptos" w:hAnsi="Aptos" w:cs="Aptos"/>
          <w:b/>
          <w:bCs/>
        </w:rPr>
        <w:t>Abdullah Adnan Almaslami</w:t>
      </w:r>
      <w:r w:rsidR="040E0D3E">
        <w:tab/>
      </w:r>
      <w:r w:rsidRPr="76283419">
        <w:rPr>
          <w:rFonts w:ascii="Aptos" w:eastAsia="Aptos" w:hAnsi="Aptos" w:cs="Aptos"/>
        </w:rPr>
        <w:t>(223021574)</w:t>
      </w:r>
    </w:p>
    <w:p w14:paraId="58F01B35" w14:textId="1A1AD128" w:rsidR="040E0D3E" w:rsidRDefault="040E0D3E" w:rsidP="040E0D3E">
      <w:pPr>
        <w:jc w:val="center"/>
        <w:rPr>
          <w:b/>
          <w:bCs/>
        </w:rPr>
      </w:pPr>
    </w:p>
    <w:p w14:paraId="01CD75D5" w14:textId="77777777" w:rsidR="00581AD2" w:rsidRDefault="00581AD2" w:rsidP="040E0D3E">
      <w:pPr>
        <w:jc w:val="center"/>
        <w:rPr>
          <w:b/>
          <w:bCs/>
        </w:rPr>
      </w:pPr>
    </w:p>
    <w:p w14:paraId="4574C6F6" w14:textId="719C1120" w:rsidR="76283419" w:rsidRDefault="76283419" w:rsidP="76283419">
      <w:pPr>
        <w:jc w:val="center"/>
        <w:rPr>
          <w:b/>
          <w:bCs/>
        </w:rPr>
      </w:pPr>
    </w:p>
    <w:p w14:paraId="0D0B5A91" w14:textId="7DFEF027" w:rsidR="040E0D3E" w:rsidRDefault="34A42284" w:rsidP="040E0D3E">
      <w:pPr>
        <w:jc w:val="center"/>
        <w:rPr>
          <w:b/>
          <w:bCs/>
        </w:rPr>
      </w:pPr>
      <w:r>
        <w:t>Supervised By:</w:t>
      </w:r>
      <w:r w:rsidRPr="7F1D3C35">
        <w:rPr>
          <w:b/>
          <w:bCs/>
        </w:rPr>
        <w:t xml:space="preserve"> Dr. </w:t>
      </w:r>
      <w:r w:rsidR="71C6A0D9" w:rsidRPr="7F1D3C35">
        <w:rPr>
          <w:b/>
          <w:bCs/>
        </w:rPr>
        <w:t>Hafiz Farooq Ahmad</w:t>
      </w:r>
    </w:p>
    <w:p w14:paraId="5D3BDA07" w14:textId="07982DA4" w:rsidR="0F1CA942" w:rsidRDefault="0F1CA942" w:rsidP="76283419">
      <w:pPr>
        <w:jc w:val="center"/>
        <w:rPr>
          <w:b/>
          <w:bCs/>
        </w:rPr>
      </w:pPr>
      <w:r w:rsidRPr="76283419">
        <w:rPr>
          <w:b/>
          <w:bCs/>
        </w:rPr>
        <w:t xml:space="preserve">Version </w:t>
      </w:r>
      <w:r w:rsidR="00C16C79">
        <w:rPr>
          <w:b/>
          <w:bCs/>
        </w:rPr>
        <w:t>2</w:t>
      </w:r>
    </w:p>
    <w:p w14:paraId="48303EAB" w14:textId="77777777" w:rsidR="000663B3" w:rsidRDefault="000663B3" w:rsidP="76283419">
      <w:pPr>
        <w:rPr>
          <w:rFonts w:ascii="Aptos Display" w:eastAsia="Aptos Display" w:hAnsi="Aptos Display" w:cs="Aptos Display"/>
          <w:b/>
          <w:bCs/>
          <w:sz w:val="40"/>
          <w:szCs w:val="40"/>
        </w:rPr>
      </w:pPr>
    </w:p>
    <w:p w14:paraId="3CB9C72D" w14:textId="77777777" w:rsidR="000663B3" w:rsidRDefault="000663B3" w:rsidP="76283419">
      <w:pPr>
        <w:rPr>
          <w:rFonts w:ascii="Aptos Display" w:eastAsia="Aptos Display" w:hAnsi="Aptos Display" w:cs="Aptos Display"/>
          <w:b/>
          <w:bCs/>
          <w:sz w:val="40"/>
          <w:szCs w:val="40"/>
        </w:rPr>
      </w:pPr>
    </w:p>
    <w:p w14:paraId="47EE7B7B" w14:textId="7DE10640" w:rsidR="0070742F" w:rsidRPr="0070742F" w:rsidRDefault="1CDB61AE" w:rsidP="001A611B">
      <w:pPr>
        <w:ind w:left="180"/>
        <w:rPr>
          <w:rFonts w:ascii="Aptos Display" w:eastAsia="Aptos Display" w:hAnsi="Aptos Display" w:cs="Aptos Display"/>
          <w:b/>
          <w:bCs/>
          <w:sz w:val="40"/>
          <w:szCs w:val="40"/>
        </w:rPr>
      </w:pPr>
      <w:r w:rsidRPr="76283419">
        <w:rPr>
          <w:rFonts w:ascii="Aptos Display" w:eastAsia="Aptos Display" w:hAnsi="Aptos Display" w:cs="Aptos Display"/>
          <w:b/>
          <w:bCs/>
          <w:sz w:val="40"/>
          <w:szCs w:val="40"/>
        </w:rPr>
        <w:lastRenderedPageBreak/>
        <w:t>Introduction</w:t>
      </w:r>
    </w:p>
    <w:p w14:paraId="32646B11" w14:textId="2F0932E6" w:rsidR="6767B98F" w:rsidRDefault="4C97938F" w:rsidP="001A611B">
      <w:pPr>
        <w:ind w:firstLine="720"/>
        <w:jc w:val="both"/>
        <w:rPr>
          <w:rFonts w:ascii="Aptos" w:eastAsia="Aptos" w:hAnsi="Aptos" w:cs="Aptos"/>
        </w:rPr>
      </w:pPr>
      <w:r>
        <w:t>The</w:t>
      </w:r>
      <w:r w:rsidR="1CDB61AE">
        <w:t xml:space="preserve"> </w:t>
      </w:r>
      <w:r>
        <w:t xml:space="preserve">project </w:t>
      </w:r>
      <w:r w:rsidR="1CDB61AE">
        <w:t xml:space="preserve">is a web-based gaming </w:t>
      </w:r>
      <w:r w:rsidR="19B9E8F8">
        <w:t xml:space="preserve">website </w:t>
      </w:r>
      <w:r w:rsidR="1CDB61AE">
        <w:t>designed to help users develop and enhance cognitive skills through puzzle games.</w:t>
      </w:r>
      <w:r w:rsidR="291A6C96">
        <w:t xml:space="preserve"> </w:t>
      </w:r>
      <w:r w:rsidR="11BC0C5F" w:rsidRPr="7F1D3C35">
        <w:rPr>
          <w:rFonts w:ascii="Aptos" w:eastAsia="Aptos" w:hAnsi="Aptos" w:cs="Aptos"/>
        </w:rPr>
        <w:t xml:space="preserve"> It also promotes financial awareness through gameplay elements.</w:t>
      </w:r>
      <w:r w:rsidR="001A611B">
        <w:rPr>
          <w:rFonts w:ascii="Aptos" w:eastAsia="Aptos" w:hAnsi="Aptos" w:cs="Aptos"/>
        </w:rPr>
        <w:t xml:space="preserve"> </w:t>
      </w:r>
      <w:r w:rsidR="6767B98F" w:rsidRPr="7F1D3C35">
        <w:rPr>
          <w:rFonts w:ascii="Aptos" w:eastAsia="Aptos" w:hAnsi="Aptos" w:cs="Aptos"/>
        </w:rPr>
        <w:t>This document will detail various sides of the project, like the database structure, general overlay of the lo</w:t>
      </w:r>
      <w:r w:rsidR="3FE024D4" w:rsidRPr="7F1D3C35">
        <w:rPr>
          <w:rFonts w:ascii="Aptos" w:eastAsia="Aptos" w:hAnsi="Aptos" w:cs="Aptos"/>
        </w:rPr>
        <w:t>gic to be programmed</w:t>
      </w:r>
      <w:r w:rsidR="1391DAEE" w:rsidRPr="7F1D3C35">
        <w:rPr>
          <w:rFonts w:ascii="Aptos" w:eastAsia="Aptos" w:hAnsi="Aptos" w:cs="Aptos"/>
        </w:rPr>
        <w:t>, external viewpoint and other useful information that will make the process of creating the software clear and easy.</w:t>
      </w:r>
    </w:p>
    <w:p w14:paraId="6C5CE4CB" w14:textId="5732F292" w:rsidR="76283419" w:rsidRDefault="76283419" w:rsidP="76283419"/>
    <w:p w14:paraId="3748F995" w14:textId="66A8AFED" w:rsidR="05A10C99" w:rsidRPr="001B6B27" w:rsidRDefault="05A10C99" w:rsidP="001A611B">
      <w:pPr>
        <w:spacing w:line="360" w:lineRule="auto"/>
        <w:ind w:left="180"/>
        <w:rPr>
          <w:rFonts w:ascii="Aptos" w:eastAsia="Aptos" w:hAnsi="Aptos" w:cs="Aptos"/>
          <w:sz w:val="32"/>
          <w:szCs w:val="32"/>
        </w:rPr>
      </w:pPr>
      <w:r w:rsidRPr="194FBD27">
        <w:rPr>
          <w:rFonts w:ascii="Aptos" w:eastAsia="Aptos" w:hAnsi="Aptos" w:cs="Aptos"/>
          <w:b/>
          <w:bCs/>
          <w:sz w:val="32"/>
          <w:szCs w:val="32"/>
        </w:rPr>
        <w:t>Glossary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3330"/>
        <w:gridCol w:w="5610"/>
      </w:tblGrid>
      <w:tr w:rsidR="76283419" w14:paraId="49DD32C8" w14:textId="77777777" w:rsidTr="7F1D3C35">
        <w:trPr>
          <w:trHeight w:val="300"/>
          <w:jc w:val="center"/>
        </w:trPr>
        <w:tc>
          <w:tcPr>
            <w:tcW w:w="3330" w:type="dxa"/>
          </w:tcPr>
          <w:p w14:paraId="31902F39" w14:textId="133147D9" w:rsidR="64ACD021" w:rsidRDefault="3883B296" w:rsidP="76283419">
            <w:pPr>
              <w:rPr>
                <w:rFonts w:ascii="Aptos" w:eastAsia="Aptos" w:hAnsi="Aptos" w:cs="Aptos"/>
                <w:b/>
                <w:bCs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b/>
                <w:bCs/>
                <w:color w:val="000000" w:themeColor="text1"/>
              </w:rPr>
              <w:t>Term</w:t>
            </w:r>
          </w:p>
        </w:tc>
        <w:tc>
          <w:tcPr>
            <w:tcW w:w="5610" w:type="dxa"/>
          </w:tcPr>
          <w:p w14:paraId="65DFBD8B" w14:textId="72AF89C8" w:rsidR="64ACD021" w:rsidRDefault="3883B296" w:rsidP="76283419">
            <w:pPr>
              <w:rPr>
                <w:rFonts w:ascii="Aptos" w:eastAsia="Aptos" w:hAnsi="Aptos" w:cs="Aptos"/>
                <w:b/>
                <w:bCs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b/>
                <w:bCs/>
                <w:color w:val="000000" w:themeColor="text1"/>
              </w:rPr>
              <w:t>Definition</w:t>
            </w:r>
          </w:p>
        </w:tc>
      </w:tr>
      <w:tr w:rsidR="76283419" w14:paraId="5BE95239" w14:textId="77777777" w:rsidTr="7F1D3C35">
        <w:trPr>
          <w:trHeight w:val="300"/>
          <w:jc w:val="center"/>
        </w:trPr>
        <w:tc>
          <w:tcPr>
            <w:tcW w:w="3330" w:type="dxa"/>
          </w:tcPr>
          <w:p w14:paraId="59F7BF83" w14:textId="44F3D041" w:rsidR="76283419" w:rsidRDefault="5EC5A2E4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HTML</w:t>
            </w:r>
          </w:p>
        </w:tc>
        <w:tc>
          <w:tcPr>
            <w:tcW w:w="5610" w:type="dxa"/>
          </w:tcPr>
          <w:p w14:paraId="2AFA31F9" w14:textId="21298764" w:rsidR="42804775" w:rsidRDefault="47A761AF" w:rsidP="76283419">
            <w:pPr>
              <w:rPr>
                <w:rFonts w:ascii="Aptos" w:eastAsia="Aptos" w:hAnsi="Aptos" w:cs="Aptos"/>
                <w:color w:val="000000" w:themeColor="text1"/>
              </w:rPr>
            </w:pPr>
            <w:proofErr w:type="spellStart"/>
            <w:r w:rsidRPr="194FBD27">
              <w:rPr>
                <w:rFonts w:ascii="Aptos" w:eastAsia="Aptos" w:hAnsi="Aptos" w:cs="Aptos"/>
                <w:color w:val="000000" w:themeColor="text1"/>
              </w:rPr>
              <w:t>HyperText</w:t>
            </w:r>
            <w:proofErr w:type="spellEnd"/>
            <w:r w:rsidRPr="194FBD27">
              <w:rPr>
                <w:rFonts w:ascii="Aptos" w:eastAsia="Aptos" w:hAnsi="Aptos" w:cs="Aptos"/>
                <w:color w:val="000000" w:themeColor="text1"/>
              </w:rPr>
              <w:t xml:space="preserve"> Markup Language for creating web pages</w:t>
            </w:r>
          </w:p>
        </w:tc>
      </w:tr>
      <w:tr w:rsidR="76283419" w14:paraId="229212A2" w14:textId="77777777" w:rsidTr="7F1D3C35">
        <w:trPr>
          <w:trHeight w:val="300"/>
          <w:jc w:val="center"/>
        </w:trPr>
        <w:tc>
          <w:tcPr>
            <w:tcW w:w="3330" w:type="dxa"/>
          </w:tcPr>
          <w:p w14:paraId="47B02AFC" w14:textId="589E634E" w:rsidR="76283419" w:rsidRDefault="5EC5A2E4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CSS</w:t>
            </w:r>
          </w:p>
        </w:tc>
        <w:tc>
          <w:tcPr>
            <w:tcW w:w="5610" w:type="dxa"/>
          </w:tcPr>
          <w:p w14:paraId="7E11B643" w14:textId="5A3598C2" w:rsidR="764238F3" w:rsidRDefault="5E97B6B4" w:rsidP="76283419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Cascading Style Sheets for styling web content</w:t>
            </w:r>
          </w:p>
        </w:tc>
      </w:tr>
      <w:tr w:rsidR="76283419" w14:paraId="115861D1" w14:textId="77777777" w:rsidTr="7F1D3C35">
        <w:trPr>
          <w:trHeight w:val="300"/>
          <w:jc w:val="center"/>
        </w:trPr>
        <w:tc>
          <w:tcPr>
            <w:tcW w:w="3330" w:type="dxa"/>
          </w:tcPr>
          <w:p w14:paraId="1A798BA4" w14:textId="2E0A06BF" w:rsidR="76283419" w:rsidRDefault="5EC5A2E4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JavaScript</w:t>
            </w:r>
          </w:p>
        </w:tc>
        <w:tc>
          <w:tcPr>
            <w:tcW w:w="5610" w:type="dxa"/>
          </w:tcPr>
          <w:p w14:paraId="3EC35F1A" w14:textId="11B294A7" w:rsidR="6892E8A9" w:rsidRDefault="19F263F9" w:rsidP="76283419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Programming language for web interactivity</w:t>
            </w:r>
          </w:p>
        </w:tc>
      </w:tr>
      <w:tr w:rsidR="76283419" w14:paraId="6460BBAF" w14:textId="77777777" w:rsidTr="7F1D3C35">
        <w:trPr>
          <w:trHeight w:val="300"/>
          <w:jc w:val="center"/>
        </w:trPr>
        <w:tc>
          <w:tcPr>
            <w:tcW w:w="3330" w:type="dxa"/>
          </w:tcPr>
          <w:p w14:paraId="33FE8F3E" w14:textId="765F79D5" w:rsidR="76283419" w:rsidRDefault="5EC5A2E4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PHP</w:t>
            </w:r>
          </w:p>
        </w:tc>
        <w:tc>
          <w:tcPr>
            <w:tcW w:w="5610" w:type="dxa"/>
          </w:tcPr>
          <w:p w14:paraId="6A930C92" w14:textId="17F065A4" w:rsidR="665544DC" w:rsidRDefault="2F4406A5" w:rsidP="76283419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Server-side scripting language</w:t>
            </w:r>
          </w:p>
        </w:tc>
      </w:tr>
      <w:tr w:rsidR="00D61599" w14:paraId="1D9965D8" w14:textId="77777777" w:rsidTr="7F1D3C35">
        <w:trPr>
          <w:trHeight w:val="300"/>
          <w:jc w:val="center"/>
        </w:trPr>
        <w:tc>
          <w:tcPr>
            <w:tcW w:w="3330" w:type="dxa"/>
          </w:tcPr>
          <w:p w14:paraId="20EA9C0F" w14:textId="507B781E" w:rsidR="00D61599" w:rsidRPr="00D61599" w:rsidRDefault="099C6CE8" w:rsidP="00D61599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SQL</w:t>
            </w:r>
          </w:p>
        </w:tc>
        <w:tc>
          <w:tcPr>
            <w:tcW w:w="5610" w:type="dxa"/>
          </w:tcPr>
          <w:p w14:paraId="6371BE2B" w14:textId="0B5BE3E9" w:rsidR="00D61599" w:rsidRPr="76283419" w:rsidRDefault="099C6CE8" w:rsidP="76283419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 xml:space="preserve">Structured Query Language </w:t>
            </w:r>
            <w:proofErr w:type="gramStart"/>
            <w:r w:rsidRPr="194FBD27">
              <w:rPr>
                <w:rFonts w:ascii="Aptos" w:eastAsia="Aptos" w:hAnsi="Aptos" w:cs="Aptos"/>
                <w:color w:val="000000" w:themeColor="text1"/>
              </w:rPr>
              <w:t>used</w:t>
            </w:r>
            <w:proofErr w:type="gramEnd"/>
            <w:r w:rsidRPr="194FBD27">
              <w:rPr>
                <w:rFonts w:ascii="Aptos" w:eastAsia="Aptos" w:hAnsi="Aptos" w:cs="Aptos"/>
                <w:color w:val="000000" w:themeColor="text1"/>
              </w:rPr>
              <w:t xml:space="preserve"> to manage and query data in relational databases</w:t>
            </w:r>
          </w:p>
        </w:tc>
      </w:tr>
      <w:tr w:rsidR="76283419" w14:paraId="1C4025D3" w14:textId="77777777" w:rsidTr="7F1D3C35">
        <w:trPr>
          <w:trHeight w:val="300"/>
          <w:jc w:val="center"/>
        </w:trPr>
        <w:tc>
          <w:tcPr>
            <w:tcW w:w="3330" w:type="dxa"/>
          </w:tcPr>
          <w:p w14:paraId="19275F77" w14:textId="5B22C708" w:rsidR="76283419" w:rsidRDefault="5EC5A2E4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MariaDB</w:t>
            </w:r>
          </w:p>
        </w:tc>
        <w:tc>
          <w:tcPr>
            <w:tcW w:w="5610" w:type="dxa"/>
          </w:tcPr>
          <w:p w14:paraId="4609551E" w14:textId="6C2E61B2" w:rsidR="1A5533E0" w:rsidRDefault="19F82798" w:rsidP="76283419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Database management system</w:t>
            </w:r>
          </w:p>
        </w:tc>
      </w:tr>
      <w:tr w:rsidR="76283419" w14:paraId="470F887E" w14:textId="77777777" w:rsidTr="7F1D3C35">
        <w:trPr>
          <w:trHeight w:val="300"/>
          <w:jc w:val="center"/>
        </w:trPr>
        <w:tc>
          <w:tcPr>
            <w:tcW w:w="3330" w:type="dxa"/>
          </w:tcPr>
          <w:p w14:paraId="5E8FCBAB" w14:textId="165CA6B6" w:rsidR="76283419" w:rsidRDefault="5EC5A2E4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XAMPP</w:t>
            </w:r>
          </w:p>
        </w:tc>
        <w:tc>
          <w:tcPr>
            <w:tcW w:w="5610" w:type="dxa"/>
          </w:tcPr>
          <w:p w14:paraId="73649077" w14:textId="3F22C127" w:rsidR="03501D91" w:rsidRDefault="3989204E" w:rsidP="76283419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Cross-platform web server solution stack</w:t>
            </w:r>
          </w:p>
        </w:tc>
      </w:tr>
      <w:tr w:rsidR="76283419" w14:paraId="1A62D883" w14:textId="77777777" w:rsidTr="7F1D3C35">
        <w:trPr>
          <w:trHeight w:val="300"/>
          <w:jc w:val="center"/>
        </w:trPr>
        <w:tc>
          <w:tcPr>
            <w:tcW w:w="3330" w:type="dxa"/>
          </w:tcPr>
          <w:p w14:paraId="7D39B95E" w14:textId="13D528D5" w:rsidR="76283419" w:rsidRDefault="5EC5A2E4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UI</w:t>
            </w:r>
          </w:p>
        </w:tc>
        <w:tc>
          <w:tcPr>
            <w:tcW w:w="5610" w:type="dxa"/>
          </w:tcPr>
          <w:p w14:paraId="739D8739" w14:textId="3C27FFD4" w:rsidR="653B3751" w:rsidRDefault="38BD852D" w:rsidP="76283419">
            <w:pPr>
              <w:rPr>
                <w:rFonts w:ascii="Aptos" w:eastAsia="Aptos" w:hAnsi="Aptos" w:cs="Aptos"/>
                <w:color w:val="000000" w:themeColor="text1"/>
              </w:rPr>
            </w:pPr>
            <w:r w:rsidRPr="194FBD27">
              <w:rPr>
                <w:rFonts w:ascii="Aptos" w:eastAsia="Aptos" w:hAnsi="Aptos" w:cs="Aptos"/>
                <w:color w:val="000000" w:themeColor="text1"/>
              </w:rPr>
              <w:t>User Interface</w:t>
            </w:r>
          </w:p>
        </w:tc>
      </w:tr>
    </w:tbl>
    <w:p w14:paraId="7DB9F25D" w14:textId="4696805C" w:rsidR="76283419" w:rsidRDefault="76283419" w:rsidP="76283419"/>
    <w:p w14:paraId="083C15AE" w14:textId="20584554" w:rsidR="0F381327" w:rsidRDefault="0F381327" w:rsidP="001A611B">
      <w:pPr>
        <w:ind w:left="270"/>
        <w:rPr>
          <w:rFonts w:ascii="Aptos" w:eastAsia="Aptos" w:hAnsi="Aptos" w:cs="Aptos"/>
          <w:b/>
          <w:bCs/>
          <w:sz w:val="32"/>
          <w:szCs w:val="32"/>
        </w:rPr>
      </w:pPr>
      <w:r w:rsidRPr="7F1D3C35">
        <w:rPr>
          <w:rFonts w:ascii="Aptos" w:eastAsia="Aptos" w:hAnsi="Aptos" w:cs="Aptos"/>
          <w:b/>
          <w:bCs/>
          <w:sz w:val="32"/>
          <w:szCs w:val="32"/>
        </w:rPr>
        <w:t xml:space="preserve">Use case </w:t>
      </w:r>
      <w:r w:rsidR="2F8F565D" w:rsidRPr="7F1D3C35">
        <w:rPr>
          <w:rFonts w:ascii="Aptos" w:eastAsia="Aptos" w:hAnsi="Aptos" w:cs="Aptos"/>
          <w:b/>
          <w:bCs/>
          <w:sz w:val="32"/>
          <w:szCs w:val="32"/>
        </w:rPr>
        <w:t>diagram</w:t>
      </w:r>
    </w:p>
    <w:p w14:paraId="082DC621" w14:textId="633422B6" w:rsidR="2FABDE9E" w:rsidRDefault="2FABDE9E" w:rsidP="001A611B">
      <w:pPr>
        <w:spacing w:line="360" w:lineRule="auto"/>
        <w:ind w:firstLine="270"/>
        <w:jc w:val="both"/>
        <w:rPr>
          <w:rFonts w:eastAsiaTheme="minorEastAsia"/>
        </w:rPr>
      </w:pPr>
      <w:r w:rsidRPr="7F1D3C35">
        <w:rPr>
          <w:rFonts w:eastAsiaTheme="minorEastAsia"/>
        </w:rPr>
        <w:t xml:space="preserve">This </w:t>
      </w:r>
      <w:r w:rsidR="37C0C749" w:rsidRPr="7F1D3C35">
        <w:rPr>
          <w:rFonts w:eastAsiaTheme="minorEastAsia"/>
        </w:rPr>
        <w:t>diagram</w:t>
      </w:r>
      <w:r w:rsidRPr="7F1D3C35">
        <w:rPr>
          <w:rFonts w:eastAsiaTheme="minorEastAsia"/>
        </w:rPr>
        <w:t xml:space="preserve"> highlights how </w:t>
      </w:r>
      <w:r w:rsidR="2D86F7E2" w:rsidRPr="7F1D3C35">
        <w:rPr>
          <w:rFonts w:eastAsiaTheme="minorEastAsia"/>
        </w:rPr>
        <w:t>components</w:t>
      </w:r>
      <w:r w:rsidRPr="7F1D3C35">
        <w:rPr>
          <w:rFonts w:eastAsiaTheme="minorEastAsia"/>
        </w:rPr>
        <w:t xml:space="preserve"> of the system </w:t>
      </w:r>
      <w:r w:rsidR="51815AB3" w:rsidRPr="7F1D3C35">
        <w:rPr>
          <w:rFonts w:eastAsiaTheme="minorEastAsia"/>
        </w:rPr>
        <w:t>are</w:t>
      </w:r>
      <w:r w:rsidR="26EF6184" w:rsidRPr="7F1D3C35">
        <w:rPr>
          <w:rFonts w:eastAsiaTheme="minorEastAsia"/>
        </w:rPr>
        <w:t xml:space="preserve"> </w:t>
      </w:r>
      <w:r w:rsidR="51815AB3" w:rsidRPr="7F1D3C35">
        <w:rPr>
          <w:rFonts w:eastAsiaTheme="minorEastAsia"/>
        </w:rPr>
        <w:t xml:space="preserve">getting used </w:t>
      </w:r>
      <w:r w:rsidR="4A062254" w:rsidRPr="7F1D3C35">
        <w:rPr>
          <w:rFonts w:eastAsiaTheme="minorEastAsia"/>
        </w:rPr>
        <w:t>abstractly</w:t>
      </w:r>
      <w:r w:rsidR="6A96EECE" w:rsidRPr="7F1D3C35">
        <w:rPr>
          <w:rFonts w:eastAsiaTheme="minorEastAsia"/>
        </w:rPr>
        <w:t>.</w:t>
      </w:r>
    </w:p>
    <w:p w14:paraId="11FCC7C8" w14:textId="69447012" w:rsidR="3A251D97" w:rsidRDefault="3A251D97" w:rsidP="7F1D3C35">
      <w:pPr>
        <w:jc w:val="center"/>
      </w:pPr>
      <w:r>
        <w:rPr>
          <w:noProof/>
        </w:rPr>
        <w:drawing>
          <wp:inline distT="0" distB="0" distL="0" distR="0" wp14:anchorId="74D64780" wp14:editId="4CA2637B">
            <wp:extent cx="4901698" cy="2621048"/>
            <wp:effectExtent l="0" t="0" r="0" b="0"/>
            <wp:docPr id="1467947440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A096758D-A0C1-4332-9F7D-3A98267310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4744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698" cy="262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8D04" w14:textId="77777777" w:rsidR="001A611B" w:rsidRDefault="001A611B">
      <w:pPr>
        <w:rPr>
          <w:rFonts w:ascii="Aptos" w:eastAsia="Aptos" w:hAnsi="Aptos" w:cs="Aptos"/>
          <w:b/>
          <w:bCs/>
          <w:sz w:val="32"/>
          <w:szCs w:val="32"/>
        </w:rPr>
      </w:pPr>
      <w:r>
        <w:rPr>
          <w:rFonts w:ascii="Aptos" w:eastAsia="Aptos" w:hAnsi="Aptos" w:cs="Aptos"/>
          <w:b/>
          <w:bCs/>
          <w:sz w:val="32"/>
          <w:szCs w:val="32"/>
        </w:rPr>
        <w:br w:type="page"/>
      </w:r>
    </w:p>
    <w:p w14:paraId="1774BEC3" w14:textId="1A661669" w:rsidR="26226C8A" w:rsidRDefault="26226C8A" w:rsidP="7F1D3C35">
      <w:pPr>
        <w:rPr>
          <w:rFonts w:ascii="Aptos" w:eastAsia="Aptos" w:hAnsi="Aptos" w:cs="Aptos"/>
          <w:b/>
          <w:bCs/>
          <w:sz w:val="32"/>
          <w:szCs w:val="32"/>
        </w:rPr>
      </w:pPr>
      <w:r w:rsidRPr="7F1D3C35">
        <w:rPr>
          <w:rFonts w:ascii="Aptos" w:eastAsia="Aptos" w:hAnsi="Aptos" w:cs="Aptos"/>
          <w:b/>
          <w:bCs/>
          <w:sz w:val="32"/>
          <w:szCs w:val="32"/>
        </w:rPr>
        <w:lastRenderedPageBreak/>
        <w:t>Database design</w:t>
      </w:r>
    </w:p>
    <w:p w14:paraId="74C4D1F9" w14:textId="13E63B7C" w:rsidR="26226C8A" w:rsidRDefault="26226C8A" w:rsidP="7F1D3C35">
      <w:pPr>
        <w:jc w:val="both"/>
      </w:pPr>
      <w:r>
        <w:t xml:space="preserve">This is the entity-relationship model of the database, which will use an SQL engine such as </w:t>
      </w:r>
      <w:r w:rsidR="27C3C866">
        <w:t xml:space="preserve">MariaDB or MySQL to manage </w:t>
      </w:r>
      <w:proofErr w:type="gramStart"/>
      <w:r w:rsidR="27C3C866">
        <w:t>all of</w:t>
      </w:r>
      <w:proofErr w:type="gramEnd"/>
      <w:r w:rsidR="27C3C866">
        <w:t xml:space="preserve"> the user generated data.</w:t>
      </w:r>
    </w:p>
    <w:p w14:paraId="72945A06" w14:textId="1095333F" w:rsidR="5B52683C" w:rsidRDefault="11C10865" w:rsidP="001A611B">
      <w:pPr>
        <w:spacing w:line="360" w:lineRule="auto"/>
        <w:jc w:val="center"/>
      </w:pPr>
      <w:r w:rsidRPr="00E1787B">
        <w:rPr>
          <w:noProof/>
          <w:shd w:val="clear" w:color="auto" w:fill="FFFFFF" w:themeFill="background1"/>
        </w:rPr>
        <w:drawing>
          <wp:inline distT="0" distB="0" distL="0" distR="0" wp14:anchorId="1355329B" wp14:editId="682EA7B0">
            <wp:extent cx="6294120" cy="2050893"/>
            <wp:effectExtent l="0" t="0" r="0" b="6985"/>
            <wp:docPr id="911636080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CF7D6F19-8304-4847-88D8-4BA4E4D624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36080" name="drawi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284" cy="206007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</wp:inline>
        </w:drawing>
      </w:r>
    </w:p>
    <w:p w14:paraId="37EB9549" w14:textId="0BEC2E59" w:rsidR="49E30010" w:rsidRDefault="1513FB16" w:rsidP="7F1D3C35">
      <w:r>
        <w:t xml:space="preserve">Each user has only one </w:t>
      </w:r>
      <w:r w:rsidR="0CAC439E">
        <w:t>login,</w:t>
      </w:r>
      <w:r>
        <w:t xml:space="preserve"> and each login belongs to one user. At the same time, the user has only one </w:t>
      </w:r>
      <w:r w:rsidR="63E23000">
        <w:t>high score</w:t>
      </w:r>
      <w:r>
        <w:t xml:space="preserve"> recorded in the </w:t>
      </w:r>
      <w:r w:rsidR="5D98C6BD">
        <w:t>leaderboard relation,</w:t>
      </w:r>
      <w:r w:rsidR="6BCB49EE">
        <w:t xml:space="preserve"> and the leaderboard has many </w:t>
      </w:r>
      <w:r w:rsidR="1490B186">
        <w:t>users'</w:t>
      </w:r>
      <w:r w:rsidR="6BCB49EE">
        <w:t xml:space="preserve"> records.</w:t>
      </w:r>
    </w:p>
    <w:p w14:paraId="790692D5" w14:textId="450C3947" w:rsidR="7F1D3C35" w:rsidRDefault="7F1D3C35" w:rsidP="7F1D3C35"/>
    <w:p w14:paraId="5823DB58" w14:textId="5AA72823" w:rsidR="702436BC" w:rsidRDefault="702436BC" w:rsidP="7F1D3C35">
      <w:r w:rsidRPr="7F1D3C35">
        <w:rPr>
          <w:rFonts w:ascii="Aptos" w:eastAsia="Aptos" w:hAnsi="Aptos" w:cs="Aptos"/>
          <w:b/>
          <w:bCs/>
          <w:sz w:val="32"/>
          <w:szCs w:val="32"/>
        </w:rPr>
        <w:t>User Interface (UI)</w:t>
      </w:r>
    </w:p>
    <w:p w14:paraId="4D957039" w14:textId="77777777" w:rsidR="001A611B" w:rsidRDefault="52B86D7B" w:rsidP="001A611B">
      <w:pPr>
        <w:rPr>
          <w:rFonts w:ascii="Aptos" w:eastAsia="Aptos" w:hAnsi="Aptos" w:cs="Aptos"/>
        </w:rPr>
      </w:pPr>
      <w:r w:rsidRPr="5150A880">
        <w:rPr>
          <w:rFonts w:ascii="Aptos" w:eastAsia="Aptos" w:hAnsi="Aptos" w:cs="Aptos"/>
        </w:rPr>
        <w:t>This is the planned UI for the website, designed in Figma.</w:t>
      </w:r>
    </w:p>
    <w:p w14:paraId="41DEAB43" w14:textId="76A8609A" w:rsidR="702436BC" w:rsidRDefault="001A611B" w:rsidP="7F1D3C35">
      <w:pPr>
        <w:ind w:firstLine="720"/>
        <w:rPr>
          <w:rFonts w:eastAsiaTheme="minorEastAsia"/>
          <w:b/>
          <w:bCs/>
        </w:rPr>
      </w:pPr>
      <w:r w:rsidRPr="001A611B">
        <w:rPr>
          <w:noProof/>
        </w:rPr>
        <w:drawing>
          <wp:inline distT="0" distB="0" distL="0" distR="0" wp14:anchorId="348EEC22" wp14:editId="6CC01019">
            <wp:extent cx="5645777" cy="4030980"/>
            <wp:effectExtent l="0" t="0" r="0" b="7620"/>
            <wp:docPr id="53527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788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5232" cy="404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2436BC">
        <w:tab/>
      </w:r>
    </w:p>
    <w:p w14:paraId="1E10E181" w14:textId="3BAC6B46" w:rsidR="7F1D3C35" w:rsidRDefault="001A611B" w:rsidP="5150A880">
      <w:pPr>
        <w:jc w:val="center"/>
      </w:pPr>
      <w:r w:rsidRPr="001A611B">
        <w:rPr>
          <w:noProof/>
        </w:rPr>
        <w:lastRenderedPageBreak/>
        <w:drawing>
          <wp:inline distT="0" distB="0" distL="0" distR="0" wp14:anchorId="609C1E71" wp14:editId="64E8B556">
            <wp:extent cx="6217920" cy="4312819"/>
            <wp:effectExtent l="0" t="0" r="0" b="0"/>
            <wp:docPr id="210720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091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3899" cy="43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A21" w14:textId="049F7B10" w:rsidR="001A611B" w:rsidRDefault="001A611B" w:rsidP="5150A880">
      <w:pPr>
        <w:jc w:val="center"/>
      </w:pPr>
      <w:r w:rsidRPr="001A611B">
        <w:rPr>
          <w:noProof/>
        </w:rPr>
        <w:drawing>
          <wp:inline distT="0" distB="0" distL="0" distR="0" wp14:anchorId="7540BC86" wp14:editId="1735026C">
            <wp:extent cx="6179756" cy="4511040"/>
            <wp:effectExtent l="0" t="0" r="0" b="3810"/>
            <wp:docPr id="168305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58051" name=""/>
                    <pic:cNvPicPr/>
                  </pic:nvPicPr>
                  <pic:blipFill rotWithShape="1">
                    <a:blip r:embed="rId11"/>
                    <a:srcRect b="2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908" cy="45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8A775" w14:textId="65E52FB9" w:rsidR="001A611B" w:rsidRDefault="001A611B" w:rsidP="5150A880">
      <w:pPr>
        <w:jc w:val="center"/>
      </w:pPr>
      <w:r w:rsidRPr="001A611B">
        <w:rPr>
          <w:noProof/>
        </w:rPr>
        <w:lastRenderedPageBreak/>
        <w:drawing>
          <wp:inline distT="0" distB="0" distL="0" distR="0" wp14:anchorId="2464B077" wp14:editId="45D27A0E">
            <wp:extent cx="4887007" cy="7640116"/>
            <wp:effectExtent l="0" t="0" r="8890" b="0"/>
            <wp:docPr id="42295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59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76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37E5" w14:textId="56FAE7C7" w:rsidR="001A611B" w:rsidRDefault="001A611B" w:rsidP="5150A880">
      <w:pPr>
        <w:jc w:val="center"/>
      </w:pPr>
      <w:r w:rsidRPr="001A611B">
        <w:rPr>
          <w:noProof/>
        </w:rPr>
        <w:lastRenderedPageBreak/>
        <w:drawing>
          <wp:inline distT="0" distB="0" distL="0" distR="0" wp14:anchorId="729A9063" wp14:editId="2EA210AA">
            <wp:extent cx="4495800" cy="9144000"/>
            <wp:effectExtent l="0" t="0" r="0" b="0"/>
            <wp:docPr id="2572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59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11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E6EB5"/>
    <w:multiLevelType w:val="multilevel"/>
    <w:tmpl w:val="EE28F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B406A2"/>
    <w:multiLevelType w:val="multilevel"/>
    <w:tmpl w:val="29C2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8F3569"/>
    <w:multiLevelType w:val="multilevel"/>
    <w:tmpl w:val="7076F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D046EC"/>
    <w:multiLevelType w:val="multilevel"/>
    <w:tmpl w:val="35E05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DF5F9A"/>
    <w:multiLevelType w:val="multilevel"/>
    <w:tmpl w:val="9F46B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E93D65"/>
    <w:multiLevelType w:val="multilevel"/>
    <w:tmpl w:val="085CF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306480"/>
    <w:multiLevelType w:val="multilevel"/>
    <w:tmpl w:val="9476F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B43B76"/>
    <w:multiLevelType w:val="hybridMultilevel"/>
    <w:tmpl w:val="25302004"/>
    <w:lvl w:ilvl="0" w:tplc="AC4C4E80">
      <w:start w:val="1"/>
      <w:numFmt w:val="decimal"/>
      <w:lvlText w:val="%1."/>
      <w:lvlJc w:val="left"/>
      <w:pPr>
        <w:ind w:left="720" w:hanging="360"/>
      </w:pPr>
    </w:lvl>
    <w:lvl w:ilvl="1" w:tplc="DECA6796">
      <w:start w:val="1"/>
      <w:numFmt w:val="lowerLetter"/>
      <w:lvlText w:val="%2."/>
      <w:lvlJc w:val="left"/>
      <w:pPr>
        <w:ind w:left="1440" w:hanging="360"/>
      </w:pPr>
    </w:lvl>
    <w:lvl w:ilvl="2" w:tplc="53404B12">
      <w:start w:val="1"/>
      <w:numFmt w:val="lowerRoman"/>
      <w:lvlText w:val="%3."/>
      <w:lvlJc w:val="right"/>
      <w:pPr>
        <w:ind w:left="2160" w:hanging="180"/>
      </w:pPr>
    </w:lvl>
    <w:lvl w:ilvl="3" w:tplc="5B261FA6">
      <w:start w:val="1"/>
      <w:numFmt w:val="decimal"/>
      <w:lvlText w:val="%4."/>
      <w:lvlJc w:val="left"/>
      <w:pPr>
        <w:ind w:left="2880" w:hanging="360"/>
      </w:pPr>
    </w:lvl>
    <w:lvl w:ilvl="4" w:tplc="A2FC34DA">
      <w:start w:val="1"/>
      <w:numFmt w:val="lowerLetter"/>
      <w:lvlText w:val="%5."/>
      <w:lvlJc w:val="left"/>
      <w:pPr>
        <w:ind w:left="3600" w:hanging="360"/>
      </w:pPr>
    </w:lvl>
    <w:lvl w:ilvl="5" w:tplc="EBD4A9B0">
      <w:start w:val="1"/>
      <w:numFmt w:val="lowerRoman"/>
      <w:lvlText w:val="%6."/>
      <w:lvlJc w:val="right"/>
      <w:pPr>
        <w:ind w:left="4320" w:hanging="180"/>
      </w:pPr>
    </w:lvl>
    <w:lvl w:ilvl="6" w:tplc="6B587AB4">
      <w:start w:val="1"/>
      <w:numFmt w:val="decimal"/>
      <w:lvlText w:val="%7."/>
      <w:lvlJc w:val="left"/>
      <w:pPr>
        <w:ind w:left="5040" w:hanging="360"/>
      </w:pPr>
    </w:lvl>
    <w:lvl w:ilvl="7" w:tplc="DF5C5C28">
      <w:start w:val="1"/>
      <w:numFmt w:val="lowerLetter"/>
      <w:lvlText w:val="%8."/>
      <w:lvlJc w:val="left"/>
      <w:pPr>
        <w:ind w:left="5760" w:hanging="360"/>
      </w:pPr>
    </w:lvl>
    <w:lvl w:ilvl="8" w:tplc="C7F6E564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D010A"/>
    <w:multiLevelType w:val="multilevel"/>
    <w:tmpl w:val="3B78F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6B6A6A"/>
    <w:multiLevelType w:val="multilevel"/>
    <w:tmpl w:val="469EB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B52296"/>
    <w:multiLevelType w:val="multilevel"/>
    <w:tmpl w:val="3492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643AD1"/>
    <w:multiLevelType w:val="multilevel"/>
    <w:tmpl w:val="43928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1B68ED"/>
    <w:multiLevelType w:val="multilevel"/>
    <w:tmpl w:val="1B2CE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F7071E"/>
    <w:multiLevelType w:val="multilevel"/>
    <w:tmpl w:val="4EEC0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6A5F26"/>
    <w:multiLevelType w:val="multilevel"/>
    <w:tmpl w:val="F1F26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295528"/>
    <w:multiLevelType w:val="multilevel"/>
    <w:tmpl w:val="745EC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33881"/>
    <w:multiLevelType w:val="multilevel"/>
    <w:tmpl w:val="C9043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3A2030"/>
    <w:multiLevelType w:val="hybridMultilevel"/>
    <w:tmpl w:val="5EC89192"/>
    <w:lvl w:ilvl="0" w:tplc="0D34D2AA">
      <w:start w:val="1"/>
      <w:numFmt w:val="decimal"/>
      <w:lvlText w:val="%1."/>
      <w:lvlJc w:val="left"/>
      <w:pPr>
        <w:ind w:left="720" w:hanging="360"/>
      </w:pPr>
    </w:lvl>
    <w:lvl w:ilvl="1" w:tplc="7A523412">
      <w:start w:val="1"/>
      <w:numFmt w:val="lowerLetter"/>
      <w:lvlText w:val="%2."/>
      <w:lvlJc w:val="left"/>
      <w:pPr>
        <w:ind w:left="1440" w:hanging="360"/>
      </w:pPr>
    </w:lvl>
    <w:lvl w:ilvl="2" w:tplc="0546BE80">
      <w:start w:val="1"/>
      <w:numFmt w:val="lowerRoman"/>
      <w:lvlText w:val="%3."/>
      <w:lvlJc w:val="right"/>
      <w:pPr>
        <w:ind w:left="2160" w:hanging="180"/>
      </w:pPr>
    </w:lvl>
    <w:lvl w:ilvl="3" w:tplc="C62C28D8">
      <w:start w:val="1"/>
      <w:numFmt w:val="decimal"/>
      <w:lvlText w:val="%4."/>
      <w:lvlJc w:val="left"/>
      <w:pPr>
        <w:ind w:left="2880" w:hanging="360"/>
      </w:pPr>
    </w:lvl>
    <w:lvl w:ilvl="4" w:tplc="2EFCE8A0">
      <w:start w:val="1"/>
      <w:numFmt w:val="lowerLetter"/>
      <w:lvlText w:val="%5."/>
      <w:lvlJc w:val="left"/>
      <w:pPr>
        <w:ind w:left="3600" w:hanging="360"/>
      </w:pPr>
    </w:lvl>
    <w:lvl w:ilvl="5" w:tplc="E466BC4C">
      <w:start w:val="1"/>
      <w:numFmt w:val="lowerRoman"/>
      <w:lvlText w:val="%6."/>
      <w:lvlJc w:val="right"/>
      <w:pPr>
        <w:ind w:left="4320" w:hanging="180"/>
      </w:pPr>
    </w:lvl>
    <w:lvl w:ilvl="6" w:tplc="3B628D8A">
      <w:start w:val="1"/>
      <w:numFmt w:val="decimal"/>
      <w:lvlText w:val="%7."/>
      <w:lvlJc w:val="left"/>
      <w:pPr>
        <w:ind w:left="5040" w:hanging="360"/>
      </w:pPr>
    </w:lvl>
    <w:lvl w:ilvl="7" w:tplc="6F4ADB84">
      <w:start w:val="1"/>
      <w:numFmt w:val="lowerLetter"/>
      <w:lvlText w:val="%8."/>
      <w:lvlJc w:val="left"/>
      <w:pPr>
        <w:ind w:left="5760" w:hanging="360"/>
      </w:pPr>
    </w:lvl>
    <w:lvl w:ilvl="8" w:tplc="D1B2380C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CC7F5A"/>
    <w:multiLevelType w:val="multilevel"/>
    <w:tmpl w:val="C674D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C13924"/>
    <w:multiLevelType w:val="multilevel"/>
    <w:tmpl w:val="A0D48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486B0F"/>
    <w:multiLevelType w:val="multilevel"/>
    <w:tmpl w:val="D3AAA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F34DFB"/>
    <w:multiLevelType w:val="multilevel"/>
    <w:tmpl w:val="B6B26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1AB29C"/>
    <w:multiLevelType w:val="hybridMultilevel"/>
    <w:tmpl w:val="841E1AE8"/>
    <w:lvl w:ilvl="0" w:tplc="85EC3396">
      <w:start w:val="1"/>
      <w:numFmt w:val="lowerLetter"/>
      <w:lvlText w:val="%1."/>
      <w:lvlJc w:val="left"/>
      <w:pPr>
        <w:ind w:left="1080" w:hanging="360"/>
      </w:pPr>
    </w:lvl>
    <w:lvl w:ilvl="1" w:tplc="92B24F02">
      <w:start w:val="1"/>
      <w:numFmt w:val="lowerLetter"/>
      <w:lvlText w:val="%2."/>
      <w:lvlJc w:val="left"/>
      <w:pPr>
        <w:ind w:left="1800" w:hanging="360"/>
      </w:pPr>
    </w:lvl>
    <w:lvl w:ilvl="2" w:tplc="7E6ECB90">
      <w:start w:val="1"/>
      <w:numFmt w:val="lowerRoman"/>
      <w:lvlText w:val="%3."/>
      <w:lvlJc w:val="right"/>
      <w:pPr>
        <w:ind w:left="2520" w:hanging="180"/>
      </w:pPr>
    </w:lvl>
    <w:lvl w:ilvl="3" w:tplc="E4507108">
      <w:start w:val="1"/>
      <w:numFmt w:val="decimal"/>
      <w:lvlText w:val="%4."/>
      <w:lvlJc w:val="left"/>
      <w:pPr>
        <w:ind w:left="3240" w:hanging="360"/>
      </w:pPr>
    </w:lvl>
    <w:lvl w:ilvl="4" w:tplc="CE4855F8">
      <w:start w:val="1"/>
      <w:numFmt w:val="lowerLetter"/>
      <w:lvlText w:val="%5."/>
      <w:lvlJc w:val="left"/>
      <w:pPr>
        <w:ind w:left="3960" w:hanging="360"/>
      </w:pPr>
    </w:lvl>
    <w:lvl w:ilvl="5" w:tplc="9EB2854C">
      <w:start w:val="1"/>
      <w:numFmt w:val="lowerRoman"/>
      <w:lvlText w:val="%6."/>
      <w:lvlJc w:val="right"/>
      <w:pPr>
        <w:ind w:left="4680" w:hanging="180"/>
      </w:pPr>
    </w:lvl>
    <w:lvl w:ilvl="6" w:tplc="27404DD4">
      <w:start w:val="1"/>
      <w:numFmt w:val="decimal"/>
      <w:lvlText w:val="%7."/>
      <w:lvlJc w:val="left"/>
      <w:pPr>
        <w:ind w:left="5400" w:hanging="360"/>
      </w:pPr>
    </w:lvl>
    <w:lvl w:ilvl="7" w:tplc="3D2C1BE2">
      <w:start w:val="1"/>
      <w:numFmt w:val="lowerLetter"/>
      <w:lvlText w:val="%8."/>
      <w:lvlJc w:val="left"/>
      <w:pPr>
        <w:ind w:left="6120" w:hanging="360"/>
      </w:pPr>
    </w:lvl>
    <w:lvl w:ilvl="8" w:tplc="1CF652B2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53660DF"/>
    <w:multiLevelType w:val="multilevel"/>
    <w:tmpl w:val="452C1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2671C2"/>
    <w:multiLevelType w:val="multilevel"/>
    <w:tmpl w:val="C88E9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024291"/>
    <w:multiLevelType w:val="multilevel"/>
    <w:tmpl w:val="CCAC6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511F9A"/>
    <w:multiLevelType w:val="multilevel"/>
    <w:tmpl w:val="00144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5811256">
    <w:abstractNumId w:val="3"/>
  </w:num>
  <w:num w:numId="2" w16cid:durableId="1123186308">
    <w:abstractNumId w:val="13"/>
  </w:num>
  <w:num w:numId="3" w16cid:durableId="1347632883">
    <w:abstractNumId w:val="2"/>
  </w:num>
  <w:num w:numId="4" w16cid:durableId="1440949565">
    <w:abstractNumId w:val="6"/>
  </w:num>
  <w:num w:numId="5" w16cid:durableId="1521121296">
    <w:abstractNumId w:val="7"/>
  </w:num>
  <w:num w:numId="6" w16cid:durableId="1531451580">
    <w:abstractNumId w:val="0"/>
  </w:num>
  <w:num w:numId="7" w16cid:durableId="155607326">
    <w:abstractNumId w:val="23"/>
  </w:num>
  <w:num w:numId="8" w16cid:durableId="1564214053">
    <w:abstractNumId w:val="4"/>
  </w:num>
  <w:num w:numId="9" w16cid:durableId="1597009195">
    <w:abstractNumId w:val="16"/>
  </w:num>
  <w:num w:numId="10" w16cid:durableId="1607736496">
    <w:abstractNumId w:val="22"/>
  </w:num>
  <w:num w:numId="11" w16cid:durableId="1738940026">
    <w:abstractNumId w:val="26"/>
  </w:num>
  <w:num w:numId="12" w16cid:durableId="1795176708">
    <w:abstractNumId w:val="14"/>
  </w:num>
  <w:num w:numId="13" w16cid:durableId="1829440910">
    <w:abstractNumId w:val="17"/>
  </w:num>
  <w:num w:numId="14" w16cid:durableId="2020346367">
    <w:abstractNumId w:val="18"/>
  </w:num>
  <w:num w:numId="15" w16cid:durableId="2027125508">
    <w:abstractNumId w:val="5"/>
  </w:num>
  <w:num w:numId="16" w16cid:durableId="2031643117">
    <w:abstractNumId w:val="25"/>
  </w:num>
  <w:num w:numId="17" w16cid:durableId="210381770">
    <w:abstractNumId w:val="11"/>
  </w:num>
  <w:num w:numId="18" w16cid:durableId="27343154">
    <w:abstractNumId w:val="9"/>
  </w:num>
  <w:num w:numId="19" w16cid:durableId="28722816">
    <w:abstractNumId w:val="1"/>
  </w:num>
  <w:num w:numId="20" w16cid:durableId="347567222">
    <w:abstractNumId w:val="10"/>
  </w:num>
  <w:num w:numId="21" w16cid:durableId="408355049">
    <w:abstractNumId w:val="21"/>
  </w:num>
  <w:num w:numId="22" w16cid:durableId="428893800">
    <w:abstractNumId w:val="24"/>
  </w:num>
  <w:num w:numId="23" w16cid:durableId="430514095">
    <w:abstractNumId w:val="8"/>
  </w:num>
  <w:num w:numId="24" w16cid:durableId="529418239">
    <w:abstractNumId w:val="19"/>
  </w:num>
  <w:num w:numId="25" w16cid:durableId="587352120">
    <w:abstractNumId w:val="12"/>
  </w:num>
  <w:num w:numId="26" w16cid:durableId="649752075">
    <w:abstractNumId w:val="15"/>
  </w:num>
  <w:num w:numId="27" w16cid:durableId="948586747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أحمد جواد بن ابراهيم الحسن">
    <w15:presenceInfo w15:providerId="AD" w15:userId="S::223014461@student.kfu.edu.sa::3873dc49-aca9-414c-ae84-67167251317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42F"/>
    <w:rsid w:val="00015EB6"/>
    <w:rsid w:val="00062B03"/>
    <w:rsid w:val="000663B3"/>
    <w:rsid w:val="000B579E"/>
    <w:rsid w:val="001955E4"/>
    <w:rsid w:val="001A611B"/>
    <w:rsid w:val="001A6CB1"/>
    <w:rsid w:val="001B6B27"/>
    <w:rsid w:val="001C49A1"/>
    <w:rsid w:val="001E5A4F"/>
    <w:rsid w:val="00205206"/>
    <w:rsid w:val="0022147D"/>
    <w:rsid w:val="0022416D"/>
    <w:rsid w:val="00297B37"/>
    <w:rsid w:val="002B1337"/>
    <w:rsid w:val="002C02D3"/>
    <w:rsid w:val="002E389D"/>
    <w:rsid w:val="002F0F4F"/>
    <w:rsid w:val="002F65F8"/>
    <w:rsid w:val="003A0311"/>
    <w:rsid w:val="003C025C"/>
    <w:rsid w:val="003D2F9A"/>
    <w:rsid w:val="00401884"/>
    <w:rsid w:val="00423D83"/>
    <w:rsid w:val="00440498"/>
    <w:rsid w:val="004462DB"/>
    <w:rsid w:val="00451F07"/>
    <w:rsid w:val="00466336"/>
    <w:rsid w:val="00476726"/>
    <w:rsid w:val="004D5021"/>
    <w:rsid w:val="004E09EB"/>
    <w:rsid w:val="0050445D"/>
    <w:rsid w:val="00581AD2"/>
    <w:rsid w:val="005E60C9"/>
    <w:rsid w:val="006E785A"/>
    <w:rsid w:val="006F5335"/>
    <w:rsid w:val="00702B41"/>
    <w:rsid w:val="0070742F"/>
    <w:rsid w:val="00772FD1"/>
    <w:rsid w:val="007745C2"/>
    <w:rsid w:val="00781C6A"/>
    <w:rsid w:val="00783FE4"/>
    <w:rsid w:val="007D16A5"/>
    <w:rsid w:val="0083000A"/>
    <w:rsid w:val="008D34A8"/>
    <w:rsid w:val="008F24DF"/>
    <w:rsid w:val="00922150"/>
    <w:rsid w:val="00957FFA"/>
    <w:rsid w:val="009D45FB"/>
    <w:rsid w:val="009F5248"/>
    <w:rsid w:val="00A259A9"/>
    <w:rsid w:val="00A640BE"/>
    <w:rsid w:val="00A65553"/>
    <w:rsid w:val="00AC6444"/>
    <w:rsid w:val="00AE490C"/>
    <w:rsid w:val="00B031A4"/>
    <w:rsid w:val="00B555EB"/>
    <w:rsid w:val="00B74C16"/>
    <w:rsid w:val="00B853CA"/>
    <w:rsid w:val="00B86A25"/>
    <w:rsid w:val="00B924A5"/>
    <w:rsid w:val="00BE5DB4"/>
    <w:rsid w:val="00BF2E8B"/>
    <w:rsid w:val="00C031F6"/>
    <w:rsid w:val="00C16C79"/>
    <w:rsid w:val="00C240C8"/>
    <w:rsid w:val="00C267D0"/>
    <w:rsid w:val="00C45E9B"/>
    <w:rsid w:val="00C50957"/>
    <w:rsid w:val="00C748C7"/>
    <w:rsid w:val="00C85141"/>
    <w:rsid w:val="00CB7A72"/>
    <w:rsid w:val="00CF12A2"/>
    <w:rsid w:val="00D12524"/>
    <w:rsid w:val="00D44A1C"/>
    <w:rsid w:val="00D61599"/>
    <w:rsid w:val="00DA7C65"/>
    <w:rsid w:val="00DD4061"/>
    <w:rsid w:val="00DF3DFE"/>
    <w:rsid w:val="00E12B14"/>
    <w:rsid w:val="00E1787B"/>
    <w:rsid w:val="00E621FA"/>
    <w:rsid w:val="00E66B6C"/>
    <w:rsid w:val="00EF1973"/>
    <w:rsid w:val="00F05C71"/>
    <w:rsid w:val="00F66BF8"/>
    <w:rsid w:val="00FA50AB"/>
    <w:rsid w:val="0282D643"/>
    <w:rsid w:val="030A3528"/>
    <w:rsid w:val="031163BC"/>
    <w:rsid w:val="032067D7"/>
    <w:rsid w:val="03501D91"/>
    <w:rsid w:val="037ADBCE"/>
    <w:rsid w:val="040E0D3E"/>
    <w:rsid w:val="0418FC81"/>
    <w:rsid w:val="050913F3"/>
    <w:rsid w:val="0511DA71"/>
    <w:rsid w:val="05A10C99"/>
    <w:rsid w:val="069AA453"/>
    <w:rsid w:val="06A5B2A1"/>
    <w:rsid w:val="06FBAF7C"/>
    <w:rsid w:val="07066539"/>
    <w:rsid w:val="07506C82"/>
    <w:rsid w:val="07728AB2"/>
    <w:rsid w:val="08C76846"/>
    <w:rsid w:val="09355364"/>
    <w:rsid w:val="099C6CE8"/>
    <w:rsid w:val="09CA18E4"/>
    <w:rsid w:val="0A240F51"/>
    <w:rsid w:val="0AD9A211"/>
    <w:rsid w:val="0B3B8D39"/>
    <w:rsid w:val="0BA424D9"/>
    <w:rsid w:val="0BCBBFB4"/>
    <w:rsid w:val="0C234114"/>
    <w:rsid w:val="0CAC439E"/>
    <w:rsid w:val="0CFC2941"/>
    <w:rsid w:val="0D7FC8B9"/>
    <w:rsid w:val="0E1631BD"/>
    <w:rsid w:val="0E71263E"/>
    <w:rsid w:val="0E789EEC"/>
    <w:rsid w:val="0E9C9D8B"/>
    <w:rsid w:val="0ED40C3F"/>
    <w:rsid w:val="0F1CA942"/>
    <w:rsid w:val="0F381327"/>
    <w:rsid w:val="0F731ECA"/>
    <w:rsid w:val="103167EE"/>
    <w:rsid w:val="11A7C6EA"/>
    <w:rsid w:val="11BC0C5F"/>
    <w:rsid w:val="11BFA7CE"/>
    <w:rsid w:val="11C10865"/>
    <w:rsid w:val="12DED02B"/>
    <w:rsid w:val="134A167E"/>
    <w:rsid w:val="13660E34"/>
    <w:rsid w:val="1391DAEE"/>
    <w:rsid w:val="1490B186"/>
    <w:rsid w:val="1513FB16"/>
    <w:rsid w:val="15CAD3F7"/>
    <w:rsid w:val="16664670"/>
    <w:rsid w:val="173D5F36"/>
    <w:rsid w:val="1823EFF8"/>
    <w:rsid w:val="1894620B"/>
    <w:rsid w:val="18DFCA50"/>
    <w:rsid w:val="194FBD27"/>
    <w:rsid w:val="1969DD3C"/>
    <w:rsid w:val="19780F28"/>
    <w:rsid w:val="19B9E8F8"/>
    <w:rsid w:val="19E57535"/>
    <w:rsid w:val="19F263F9"/>
    <w:rsid w:val="19F82798"/>
    <w:rsid w:val="1A5533E0"/>
    <w:rsid w:val="1A6DF2D9"/>
    <w:rsid w:val="1B48327F"/>
    <w:rsid w:val="1B5F5B22"/>
    <w:rsid w:val="1C2073BF"/>
    <w:rsid w:val="1CDB61AE"/>
    <w:rsid w:val="1DB7277B"/>
    <w:rsid w:val="1E45A08D"/>
    <w:rsid w:val="1E4EE56D"/>
    <w:rsid w:val="1F5FA1DE"/>
    <w:rsid w:val="203806F8"/>
    <w:rsid w:val="213DC25C"/>
    <w:rsid w:val="2164CBF9"/>
    <w:rsid w:val="2235059D"/>
    <w:rsid w:val="227ACFD6"/>
    <w:rsid w:val="23F7CF00"/>
    <w:rsid w:val="2502E10F"/>
    <w:rsid w:val="25AE590D"/>
    <w:rsid w:val="25FE9AAA"/>
    <w:rsid w:val="2602FA3C"/>
    <w:rsid w:val="26226C8A"/>
    <w:rsid w:val="267D49E8"/>
    <w:rsid w:val="26EF6184"/>
    <w:rsid w:val="278C5ACC"/>
    <w:rsid w:val="2791D57F"/>
    <w:rsid w:val="27BAB16E"/>
    <w:rsid w:val="27C3C866"/>
    <w:rsid w:val="27DCEAF8"/>
    <w:rsid w:val="28142C5C"/>
    <w:rsid w:val="2867F93D"/>
    <w:rsid w:val="28C485AB"/>
    <w:rsid w:val="28CCBA60"/>
    <w:rsid w:val="28F6E4E8"/>
    <w:rsid w:val="291A6C96"/>
    <w:rsid w:val="2938D2EE"/>
    <w:rsid w:val="29A5BA1B"/>
    <w:rsid w:val="29B37F3E"/>
    <w:rsid w:val="29C24912"/>
    <w:rsid w:val="2A72BADB"/>
    <w:rsid w:val="2A978312"/>
    <w:rsid w:val="2AD9A453"/>
    <w:rsid w:val="2B70CB50"/>
    <w:rsid w:val="2B87F5D8"/>
    <w:rsid w:val="2CD55BA3"/>
    <w:rsid w:val="2D86F7E2"/>
    <w:rsid w:val="2DD36AFF"/>
    <w:rsid w:val="2E3599B0"/>
    <w:rsid w:val="2E93C0DB"/>
    <w:rsid w:val="2F42816E"/>
    <w:rsid w:val="2F4406A5"/>
    <w:rsid w:val="2F8F565D"/>
    <w:rsid w:val="2FABDE9E"/>
    <w:rsid w:val="305BCB5F"/>
    <w:rsid w:val="3078CB5D"/>
    <w:rsid w:val="3091E198"/>
    <w:rsid w:val="30CFBEDA"/>
    <w:rsid w:val="3165FEBA"/>
    <w:rsid w:val="31E9888D"/>
    <w:rsid w:val="32A0BD80"/>
    <w:rsid w:val="32B05BDC"/>
    <w:rsid w:val="335644FF"/>
    <w:rsid w:val="33A1A1FE"/>
    <w:rsid w:val="348D14E2"/>
    <w:rsid w:val="3493BF76"/>
    <w:rsid w:val="34A42284"/>
    <w:rsid w:val="34D8A787"/>
    <w:rsid w:val="35476394"/>
    <w:rsid w:val="35E0CFD4"/>
    <w:rsid w:val="36061F46"/>
    <w:rsid w:val="3657616E"/>
    <w:rsid w:val="365AFE86"/>
    <w:rsid w:val="36D08F03"/>
    <w:rsid w:val="36EC9E5C"/>
    <w:rsid w:val="371C026E"/>
    <w:rsid w:val="3769CC4D"/>
    <w:rsid w:val="37938734"/>
    <w:rsid w:val="37BC9CDA"/>
    <w:rsid w:val="37C0C749"/>
    <w:rsid w:val="3831CFA7"/>
    <w:rsid w:val="3883B296"/>
    <w:rsid w:val="389D88F8"/>
    <w:rsid w:val="38BD852D"/>
    <w:rsid w:val="391894AB"/>
    <w:rsid w:val="3958EC9D"/>
    <w:rsid w:val="3989204E"/>
    <w:rsid w:val="3A251D97"/>
    <w:rsid w:val="3A71F084"/>
    <w:rsid w:val="3B827B35"/>
    <w:rsid w:val="3D1B4D5F"/>
    <w:rsid w:val="3E509728"/>
    <w:rsid w:val="3E8A1E9B"/>
    <w:rsid w:val="3EA377F8"/>
    <w:rsid w:val="3F7BEE14"/>
    <w:rsid w:val="3FD7BC45"/>
    <w:rsid w:val="3FE024D4"/>
    <w:rsid w:val="408C054A"/>
    <w:rsid w:val="40D9FEA0"/>
    <w:rsid w:val="412D427D"/>
    <w:rsid w:val="42804775"/>
    <w:rsid w:val="42A3E9F9"/>
    <w:rsid w:val="4334E747"/>
    <w:rsid w:val="436F6E30"/>
    <w:rsid w:val="444396C3"/>
    <w:rsid w:val="459EB60F"/>
    <w:rsid w:val="461889BA"/>
    <w:rsid w:val="461EEC62"/>
    <w:rsid w:val="4681B55D"/>
    <w:rsid w:val="46F37C29"/>
    <w:rsid w:val="4707D66C"/>
    <w:rsid w:val="471298A0"/>
    <w:rsid w:val="4735A15F"/>
    <w:rsid w:val="478B5ECC"/>
    <w:rsid w:val="47A761AF"/>
    <w:rsid w:val="47B6F54C"/>
    <w:rsid w:val="47C53F61"/>
    <w:rsid w:val="47D398AA"/>
    <w:rsid w:val="485E93CE"/>
    <w:rsid w:val="48D6DEDC"/>
    <w:rsid w:val="49E30010"/>
    <w:rsid w:val="4A062254"/>
    <w:rsid w:val="4A375203"/>
    <w:rsid w:val="4BA7B1F7"/>
    <w:rsid w:val="4BBCC5E0"/>
    <w:rsid w:val="4C97938F"/>
    <w:rsid w:val="4CE679B2"/>
    <w:rsid w:val="4D7FE50B"/>
    <w:rsid w:val="4DA7C8D3"/>
    <w:rsid w:val="4F75D91B"/>
    <w:rsid w:val="4FBB00EC"/>
    <w:rsid w:val="501FB85A"/>
    <w:rsid w:val="5094B46E"/>
    <w:rsid w:val="50C64603"/>
    <w:rsid w:val="5150A880"/>
    <w:rsid w:val="51815AB3"/>
    <w:rsid w:val="527A92DB"/>
    <w:rsid w:val="529B0DFF"/>
    <w:rsid w:val="52B86D7B"/>
    <w:rsid w:val="52D6E677"/>
    <w:rsid w:val="52FF37D1"/>
    <w:rsid w:val="53AD2968"/>
    <w:rsid w:val="53FF6DF5"/>
    <w:rsid w:val="551DE5A9"/>
    <w:rsid w:val="5551EA5C"/>
    <w:rsid w:val="55C16DE3"/>
    <w:rsid w:val="55C42186"/>
    <w:rsid w:val="55F7C876"/>
    <w:rsid w:val="56210D77"/>
    <w:rsid w:val="5654987B"/>
    <w:rsid w:val="56F69744"/>
    <w:rsid w:val="5728E9E0"/>
    <w:rsid w:val="574E610E"/>
    <w:rsid w:val="57561D57"/>
    <w:rsid w:val="57AF2291"/>
    <w:rsid w:val="57E2CDFA"/>
    <w:rsid w:val="58809591"/>
    <w:rsid w:val="58ABD811"/>
    <w:rsid w:val="58AF0C84"/>
    <w:rsid w:val="59124D39"/>
    <w:rsid w:val="59A9E9E7"/>
    <w:rsid w:val="59DD1BB6"/>
    <w:rsid w:val="5A4C8E0F"/>
    <w:rsid w:val="5B52683C"/>
    <w:rsid w:val="5C1CC490"/>
    <w:rsid w:val="5C2BB0FC"/>
    <w:rsid w:val="5CA8C141"/>
    <w:rsid w:val="5CB5CADA"/>
    <w:rsid w:val="5D2B1188"/>
    <w:rsid w:val="5D3AF883"/>
    <w:rsid w:val="5D6EFA5B"/>
    <w:rsid w:val="5D98C6BD"/>
    <w:rsid w:val="5DC0100B"/>
    <w:rsid w:val="5DFDA9C1"/>
    <w:rsid w:val="5E4FA742"/>
    <w:rsid w:val="5E97B6B4"/>
    <w:rsid w:val="5EC18698"/>
    <w:rsid w:val="5EC5A2E4"/>
    <w:rsid w:val="5ED360EB"/>
    <w:rsid w:val="5F47A5FF"/>
    <w:rsid w:val="5FCDCB26"/>
    <w:rsid w:val="608AA377"/>
    <w:rsid w:val="60F4EEC5"/>
    <w:rsid w:val="613271B8"/>
    <w:rsid w:val="61B861CD"/>
    <w:rsid w:val="61F600D9"/>
    <w:rsid w:val="623AFF8C"/>
    <w:rsid w:val="62E8DC53"/>
    <w:rsid w:val="63B91450"/>
    <w:rsid w:val="63E23000"/>
    <w:rsid w:val="64ACD021"/>
    <w:rsid w:val="650CBC16"/>
    <w:rsid w:val="653B3751"/>
    <w:rsid w:val="65830F80"/>
    <w:rsid w:val="6621CB64"/>
    <w:rsid w:val="665544DC"/>
    <w:rsid w:val="6667990C"/>
    <w:rsid w:val="67274CB7"/>
    <w:rsid w:val="6767B98F"/>
    <w:rsid w:val="67A385F9"/>
    <w:rsid w:val="67D96C01"/>
    <w:rsid w:val="6811DC2D"/>
    <w:rsid w:val="683FD696"/>
    <w:rsid w:val="6892E8A9"/>
    <w:rsid w:val="68FC3738"/>
    <w:rsid w:val="69AD9AF6"/>
    <w:rsid w:val="69D6ED87"/>
    <w:rsid w:val="6A3DFA39"/>
    <w:rsid w:val="6A49AB56"/>
    <w:rsid w:val="6A8FCEB0"/>
    <w:rsid w:val="6A96EECE"/>
    <w:rsid w:val="6A9945D6"/>
    <w:rsid w:val="6A9FEA79"/>
    <w:rsid w:val="6B276C35"/>
    <w:rsid w:val="6BCB49EE"/>
    <w:rsid w:val="6C0F30C1"/>
    <w:rsid w:val="6C219CAD"/>
    <w:rsid w:val="6CE0D714"/>
    <w:rsid w:val="6E456760"/>
    <w:rsid w:val="6FE12ED8"/>
    <w:rsid w:val="702436BC"/>
    <w:rsid w:val="717C8CB0"/>
    <w:rsid w:val="71C6A0D9"/>
    <w:rsid w:val="71E4ADF5"/>
    <w:rsid w:val="725F25A1"/>
    <w:rsid w:val="7333DF3F"/>
    <w:rsid w:val="7435A2A2"/>
    <w:rsid w:val="749E21E4"/>
    <w:rsid w:val="74BD51FC"/>
    <w:rsid w:val="752CB92A"/>
    <w:rsid w:val="760F1099"/>
    <w:rsid w:val="76283419"/>
    <w:rsid w:val="764238F3"/>
    <w:rsid w:val="76C52AAC"/>
    <w:rsid w:val="76DF76BA"/>
    <w:rsid w:val="76F3E6FC"/>
    <w:rsid w:val="77EDCAF2"/>
    <w:rsid w:val="781464C4"/>
    <w:rsid w:val="78214109"/>
    <w:rsid w:val="784B69A6"/>
    <w:rsid w:val="785230FB"/>
    <w:rsid w:val="791094F2"/>
    <w:rsid w:val="795C4457"/>
    <w:rsid w:val="7B0EA99E"/>
    <w:rsid w:val="7B3D74C1"/>
    <w:rsid w:val="7B944D81"/>
    <w:rsid w:val="7D4199ED"/>
    <w:rsid w:val="7E09160D"/>
    <w:rsid w:val="7F127DE2"/>
    <w:rsid w:val="7F1D3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22E3B"/>
  <w15:chartTrackingRefBased/>
  <w15:docId w15:val="{CFE961C0-57A5-47DB-8484-DBA652915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74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74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74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4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74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74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74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74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74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74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74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74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4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74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74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74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74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74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74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74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74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74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74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74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74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74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74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74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74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40E0D3E"/>
    <w:rPr>
      <w:color w:val="467886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on">
    <w:name w:val="Revision"/>
    <w:hidden/>
    <w:uiPriority w:val="99"/>
    <w:semiHidden/>
    <w:rsid w:val="00BE5DB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microsoft.com/office/2011/relationships/people" Target="peop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262</Words>
  <Characters>1494</Characters>
  <Application>Microsoft Office Word</Application>
  <DocSecurity>0</DocSecurity>
  <Lines>12</Lines>
  <Paragraphs>3</Paragraphs>
  <ScaleCrop>false</ScaleCrop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أحمد جواد بن ابراهيم الحسن</dc:creator>
  <cp:keywords/>
  <dc:description/>
  <cp:lastModifiedBy>أحمد جواد بن ابراهيم الحسن</cp:lastModifiedBy>
  <cp:revision>6</cp:revision>
  <dcterms:created xsi:type="dcterms:W3CDTF">2025-09-11T07:28:00Z</dcterms:created>
  <dcterms:modified xsi:type="dcterms:W3CDTF">2025-12-18T09:03:00Z</dcterms:modified>
</cp:coreProperties>
</file>